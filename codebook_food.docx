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sdt>
      <w:sdtPr>
        <w:tag w:val="goog_rdk_2"/>
      </w:sdtPr>
      <w:sdtContent>
        <w:p w:rsidR="00000000" w:rsidDel="00000000" w:rsidP="00000000" w:rsidRDefault="00000000" w:rsidRPr="00000000" w14:paraId="00000001">
          <w:pPr>
            <w:pageBreakBefore w:val="0"/>
            <w:rPr>
              <w:ins w:author="Purvi Chaurasia" w:id="1" w:date="2022-08-27T12:42:24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1"/>
            </w:sdtPr>
            <w:sdtContent>
              <w:ins w:author="Purvi Chaurasia" w:id="1" w:date="2022-08-27T12:42:24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5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4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7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20R21A05H7 THAMMALI SAILESH" w:id="2" w:date="2022-09-14T10:32:00Z"/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sdt>
            <w:sdtPr>
              <w:tag w:val="goog_rdk_6"/>
            </w:sdtPr>
            <w:sdtContent>
              <w:ins w:author="20R21A05H7 THAMMALI SAILESH" w:id="2" w:date="2022-09-14T10:32:0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25"/>
      </w:sdtPr>
      <w:sdtContent>
        <w:p w:rsidR="00000000" w:rsidDel="00000000" w:rsidP="00000000" w:rsidRDefault="00000000" w:rsidRPr="00000000" w14:paraId="00000004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10"/>
            </w:sdtPr>
            <w:sdtContent>
              <w:ins w:author="Amruta Aamte" w:id="3" w:date="2021-12-11T07:02:27Z">
                <w:sdt>
                  <w:sdtPr>
                    <w:tag w:val="goog_rdk_1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DD</w:delText>
                      </w:r>
                    </w:del>
                  </w:sdtContent>
                </w:sdt>
              </w:ins>
            </w:sdtContent>
          </w:sdt>
          <w:sdt>
            <w:sdtPr>
              <w:tag w:val="goog_rdk_12"/>
            </w:sdtPr>
            <w:sdtContent>
              <w:del w:author="Divya Machkure" w:id="4" w:date="2024-04-29T13:13:39Z"/>
            </w:sdtContent>
          </w:sdt>
          <w:sdt>
            <w:sdtPr>
              <w:tag w:val="goog_rdk_13"/>
            </w:sdtPr>
            <w:sdtContent>
              <w:ins w:author="Deepak kumar patel" w:id="5" w:date="2021-04-25T08:37:53Z">
                <w:sdt>
                  <w:sdtPr>
                    <w:tag w:val="goog_rdk_14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15"/>
            </w:sdtPr>
            <w:sdtContent>
              <w:del w:author="Divya Machkure" w:id="4" w:date="2024-04-29T13:13:39Z"/>
            </w:sdtContent>
          </w:sdt>
          <w:sdt>
            <w:sdtPr>
              <w:tag w:val="goog_rdk_16"/>
            </w:sdtPr>
            <w:sdtContent>
              <w:ins w:author="Rohan Bhardwaj" w:id="6" w:date="2021-06-01T08:59:49Z">
                <w:sdt>
                  <w:sdtPr>
                    <w:tag w:val="goog_rdk_17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18"/>
            </w:sdtPr>
            <w:sdtContent>
              <w:del w:author="Divya Machkure" w:id="4" w:date="2024-04-29T13:13:39Z"/>
            </w:sdtContent>
          </w:sdt>
          <w:sdt>
            <w:sdtPr>
              <w:tag w:val="goog_rdk_19"/>
            </w:sdtPr>
            <w:sdtContent>
              <w:ins w:author="Deepak kumar patel" w:id="7" w:date="2021-04-25T08:37:53Z">
                <w:sdt>
                  <w:sdtPr>
                    <w:tag w:val="goog_rdk_20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Arial" w:cs="Arial" w:eastAsia="Arial" w:hAnsi="Arial"/>
                          <w:b w:val="0"/>
                          <w:i w:val="0"/>
                          <w:smallCaps w:val="0"/>
                          <w:strike w:val="0"/>
                          <w:color w:val="000000"/>
                          <w:sz w:val="22"/>
                          <w:szCs w:val="22"/>
                          <w:u w:val="none"/>
                          <w:shd w:fill="auto" w:val="clear"/>
                          <w:vertAlign w:val="baseline"/>
                          <w:rtl w:val="0"/>
                        </w:rPr>
                        <w:delText xml:space="preserve"> </w:delText>
                      </w:r>
                    </w:del>
                  </w:sdtContent>
                </w:sdt>
              </w:ins>
            </w:sdtContent>
          </w:sdt>
          <w:sdt>
            <w:sdtPr>
              <w:tag w:val="goog_rdk_21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1) GPA – numerical, actual GPA</w:delText>
                </w:r>
              </w:del>
            </w:sdtContent>
          </w:sdt>
          <w:sdt>
            <w:sdtPr>
              <w:tag w:val="goog_rdk_22"/>
            </w:sdtPr>
            <w:sdtContent>
              <w:ins w:author="Aarthi Pulivarthi" w:id="8" w:date="2022-04-06T05:30:55Z">
                <w:sdt>
                  <w:sdtPr>
                    <w:tag w:val="goog_rdk_23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–rating</w:delText>
                      </w:r>
                    </w:del>
                  </w:sdtContent>
                </w:sdt>
              </w:ins>
            </w:sdtContent>
          </w:sdt>
          <w:sdt>
            <w:sdtPr>
              <w:tag w:val="goog_rdk_24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29"/>
      </w:sdtPr>
      <w:sdtContent>
        <w:p w:rsidR="00000000" w:rsidDel="00000000" w:rsidP="00000000" w:rsidRDefault="00000000" w:rsidRPr="00000000" w14:paraId="00000005">
          <w:pPr>
            <w:pageBreakBefore w:val="0"/>
            <w:rPr>
              <w:ins w:author="Vishnupriya Pippari" w:id="9" w:date="2021-11-11T13:30:16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26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2) Gender</w:delText>
                </w:r>
              </w:del>
            </w:sdtContent>
          </w:sdt>
          <w:sdt>
            <w:sdtPr>
              <w:tag w:val="goog_rdk_27"/>
            </w:sdtPr>
            <w:sdtContent>
              <w:ins w:author="Vishnupriya Pippari" w:id="9" w:date="2021-11-11T13:30:16Z">
                <w:sdt>
                  <w:sdtPr>
                    <w:tag w:val="goog_rdk_28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37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ins w:author="Vishnupriya Pippari" w:id="11" w:date="2021-11-11T13:30:11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31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</w:delText>
                </w:r>
              </w:del>
            </w:sdtContent>
          </w:sdt>
          <w:sdt>
            <w:sdtPr>
              <w:tag w:val="goog_rdk_32"/>
            </w:sdtPr>
            <w:sdtContent>
              <w:ins w:author="Vishnupriya Pippari" w:id="10" w:date="2021-11-11T13:30:20Z">
                <w:sdt>
                  <w:sdtPr>
                    <w:tag w:val="goog_rdk_33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      </w:delText>
                      </w:r>
                    </w:del>
                  </w:sdtContent>
                </w:sdt>
              </w:ins>
            </w:sdtContent>
          </w:sdt>
          <w:sdt>
            <w:sdtPr>
              <w:tag w:val="goog_rdk_34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(1 – Female</w:delText>
                </w:r>
              </w:del>
            </w:sdtContent>
          </w:sdt>
          <w:sdt>
            <w:sdtPr>
              <w:tag w:val="goog_rdk_35"/>
            </w:sdtPr>
            <w:sdtContent>
              <w:ins w:author="Vishnupriya Pippari" w:id="11" w:date="2021-11-11T13:30:11Z">
                <w:sdt>
                  <w:sdtPr>
                    <w:tag w:val="goog_rdk_36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45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ins w:author="Vishnupriya Pippari" w:id="13" w:date="2021-11-11T13:29:52Z"/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39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</w:delText>
                </w:r>
              </w:del>
            </w:sdtContent>
          </w:sdt>
          <w:sdt>
            <w:sdtPr>
              <w:tag w:val="goog_rdk_40"/>
            </w:sdtPr>
            <w:sdtContent>
              <w:ins w:author="Vishnupriya Pippari" w:id="12" w:date="2021-11-11T13:30:24Z">
                <w:sdt>
                  <w:sdtPr>
                    <w:tag w:val="goog_rdk_4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      </w:delText>
                      </w:r>
                    </w:del>
                  </w:sdtContent>
                </w:sdt>
              </w:ins>
            </w:sdtContent>
          </w:sdt>
          <w:sdt>
            <w:sdtPr>
              <w:tag w:val="goog_rdk_42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2 – Male)</w:delText>
                </w:r>
              </w:del>
            </w:sdtContent>
          </w:sdt>
          <w:sdt>
            <w:sdtPr>
              <w:tag w:val="goog_rdk_43"/>
            </w:sdtPr>
            <w:sdtContent>
              <w:ins w:author="Vishnupriya Pippari" w:id="13" w:date="2021-11-11T13:29:52Z">
                <w:sdt>
                  <w:sdtPr>
                    <w:tag w:val="goog_rdk_44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tl w:val="0"/>
                        </w:rPr>
                      </w:r>
                    </w:del>
                  </w:sdtContent>
                </w:sdt>
              </w:ins>
            </w:sdtContent>
          </w:sdt>
        </w:p>
      </w:sdtContent>
    </w:sdt>
    <w:sdt>
      <w:sdtPr>
        <w:tag w:val="goog_rdk_48"/>
      </w:sdtPr>
      <w:sdtContent>
        <w:p w:rsidR="00000000" w:rsidDel="00000000" w:rsidP="00000000" w:rsidRDefault="00000000" w:rsidRPr="00000000" w14:paraId="00000008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47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53"/>
      </w:sdtPr>
      <w:sdtContent>
        <w:p w:rsidR="00000000" w:rsidDel="00000000" w:rsidP="00000000" w:rsidRDefault="00000000" w:rsidRPr="00000000" w14:paraId="00000009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49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3) Breakfast (the </w:delText>
                </w:r>
              </w:del>
            </w:sdtContent>
          </w:sdt>
          <w:sdt>
            <w:sdtPr>
              <w:tag w:val="goog_rdk_50"/>
            </w:sdtPr>
            <w:sdtContent>
              <w:ins w:author="Punnamaraju Lakshmi kusuma" w:id="14" w:date="2023-11-05T04:48:53Z">
                <w:sdt>
                  <w:sdtPr>
                    <w:tag w:val="goog_rdk_51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ol</w:delText>
                      </w:r>
                    </w:del>
                  </w:sdtContent>
                </w:sdt>
              </w:ins>
            </w:sdtContent>
          </w:sdt>
          <w:sdt>
            <w:sdtPr>
              <w:tag w:val="goog_rdk_52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participants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are shown the following pictures and asked which one of these pictures they associate with the word “breakfast), 1 – cereal option and 2 – donut op</w:delTex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55"/>
      </w:sdtPr>
      <w:sdtContent>
        <w:p w:rsidR="00000000" w:rsidDel="00000000" w:rsidP="00000000" w:rsidRDefault="00000000" w:rsidRPr="00000000" w14:paraId="0000000A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54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1"/>
      </w:sdtPr>
      <w:sdtContent>
        <w:p w:rsidR="00000000" w:rsidDel="00000000" w:rsidP="00000000" w:rsidRDefault="00000000" w:rsidRPr="00000000" w14:paraId="0000000B">
          <w:pPr>
            <w:rPr>
              <w:del w:author="Divya Machkure" w:id="4" w:date="2024-04-29T13:13:39Z"/>
              <w:shd w:fill="auto" w:val="clear"/>
              <w:rPrChange w:author="Deshmukh Saurav" w:id="16" w:date="2021-09-27T07:02:57Z">
                <w:rPr>
                  <w:rFonts w:ascii="Times New Roman" w:cs="Times New Roman" w:eastAsia="Times New Roman" w:hAnsi="Times New Roman"/>
                </w:rPr>
              </w:rPrChange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58"/>
            </w:sdtPr>
            <w:sdtContent>
              <w:ins w:author="Hamza Aziz" w:id="15" w:date="2021-10-29T20:31:37Z">
                <w:sdt>
                  <w:sdtPr>
                    <w:tag w:val="goog_rdk_59"/>
                  </w:sdtPr>
                  <w:sdtContent>
                    <w:del w:author="Divya Machkure" w:id="4" w:date="2024-04-29T13:13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5" name="image4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28" name="image4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60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7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3"/>
      </w:sdtPr>
      <w:sdtContent>
        <w:p w:rsidR="00000000" w:rsidDel="00000000" w:rsidP="00000000" w:rsidRDefault="00000000" w:rsidRPr="00000000" w14:paraId="0000000C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2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5"/>
      </w:sdtPr>
      <w:sdtContent>
        <w:p w:rsidR="00000000" w:rsidDel="00000000" w:rsidP="00000000" w:rsidRDefault="00000000" w:rsidRPr="00000000" w14:paraId="0000000D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4"/>
            </w:sdtPr>
            <w:sdtContent>
              <w:del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809750" cy="1206500"/>
                      <wp:effectExtent b="0" l="0" r="0" t="0"/>
                      <wp:docPr id="30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0" cy="1206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67"/>
      </w:sdtPr>
      <w:sdtContent>
        <w:p w:rsidR="00000000" w:rsidDel="00000000" w:rsidP="00000000" w:rsidRDefault="00000000" w:rsidRPr="00000000" w14:paraId="0000000E">
          <w:pPr>
            <w:pageBreakBefore w:val="0"/>
            <w:rPr>
              <w:del w:author="Divya Machkure" w:id="4" w:date="2024-04-29T13:13:39Z"/>
              <w:rFonts w:ascii="Times New Roman" w:cs="Times New Roman" w:eastAsia="Times New Roman" w:hAnsi="Times New Roman"/>
            </w:rPr>
          </w:pPr>
          <w:sdt>
            <w:sdtPr>
              <w:tag w:val="goog_rdk_66"/>
            </w:sdtPr>
            <w:sdtContent>
              <w:del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70"/>
        </w:sdtPr>
        <w:sdtContent>
          <w:ins w:author="Aarthi Pulivarthi" w:id="17" w:date="2022-04-06T05:31:22Z">
            <w:sdt>
              <w:sdtPr>
                <w:tag w:val="goog_rdk_71"/>
              </w:sdtPr>
              <w:sdtContent>
                <w:del w:author="Divya Machkure" w:id="4" w:date="2024-04-29T13:13:39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rtl w:val="0"/>
                    </w:rPr>
                    <w:delText xml:space="preserve">–</w:delText>
                  </w:r>
                </w:del>
              </w:sdtContent>
            </w:sdt>
          </w:ins>
        </w:sdtContent>
      </w:sdt>
      <w:sdt>
        <w:sdtPr>
          <w:tag w:val="goog_rdk_72"/>
        </w:sdtPr>
        <w:sdtContent>
          <w:del w:author="Divya Machkure" w:id="4" w:date="2024-04-29T13:13:3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4) calories_chicken - </w:delTex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guessing calories in chicken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piadina: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73"/>
        </w:sdtPr>
        <w:sdtContent>
          <w:ins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74"/>
        </w:sdtPr>
        <w:sdtContent>
          <w:del w:author="Shivanshu Yadav" w:id="18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75"/>
        </w:sdtPr>
        <w:sdtContent>
          <w:ins w:author="Prayushi Doshi" w:id="19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76"/>
        </w:sdtPr>
        <w:sdtContent>
          <w:ins w:author="Rohan Bhardwaj" w:id="20" w:date="2021-06-01T09:12:43Z">
            <w:sdt>
              <w:sdtPr>
                <w:tag w:val="goog_rdk_77"/>
              </w:sdtPr>
              <w:sdtContent>
                <w:del w:author="Prayushi Doshi" w:id="21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78"/>
        </w:sdtPr>
        <w:sdtContent>
          <w:del w:author="Rohan Bhardwaj" w:id="22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79"/>
        </w:sdtPr>
        <w:sdtContent>
          <w:ins w:author="Prayushi Doshi" w:id="23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</w:t>
            </w:r>
          </w:ins>
        </w:sdtContent>
      </w:sdt>
      <w:sdt>
        <w:sdtPr>
          <w:tag w:val="goog_rdk_80"/>
        </w:sdtPr>
        <w:sdtContent>
          <w:ins w:author="Aarthi Pulivarthi" w:id="24" w:date="2022-04-06T05:31:0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</w:t>
            </w:r>
          </w:ins>
        </w:sdtContent>
      </w:sdt>
      <w:sdt>
        <w:sdtPr>
          <w:tag w:val="goog_rdk_81"/>
        </w:sdtPr>
        <w:sdtContent>
          <w:ins w:author="Prayushi Doshi" w:id="25" w:date="2021-09-11T09:01:26Z">
            <w:sdt>
              <w:sdtPr>
                <w:tag w:val="goog_rdk_82"/>
              </w:sdtPr>
              <w:sdtContent>
                <w:del w:author="Aarthi Pulivarthi" w:id="26" w:date="2022-04-06T05:31:04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n</w:delText>
                  </w:r>
                </w:del>
              </w:sdtContent>
            </w:sdt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sdt>
      <w:sdtPr>
        <w:tag w:val="goog_rdk_84"/>
      </w:sdtPr>
      <w:sdtContent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2 - 315 </w:t>
          </w:r>
          <w:sdt>
            <w:sdtPr>
              <w:tag w:val="goog_rdk_8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DD   </w:t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1) GPA – numerical, actual GPA–rating</w:t>
                </w:r>
              </w:ins>
            </w:sdtContent>
          </w:sdt>
        </w:p>
      </w:sdtContent>
    </w:sdt>
    <w:sdt>
      <w:sdtPr>
        <w:tag w:val="goog_rdk_86"/>
      </w:sdtPr>
      <w:sdtContent>
        <w:p w:rsidR="00000000" w:rsidDel="00000000" w:rsidP="00000000" w:rsidRDefault="00000000" w:rsidRPr="00000000" w14:paraId="00000020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5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2) Gender</w:t>
                </w:r>
              </w:ins>
            </w:sdtContent>
          </w:sdt>
        </w:p>
      </w:sdtContent>
    </w:sdt>
    <w:sdt>
      <w:sdtPr>
        <w:tag w:val="goog_rdk_88"/>
      </w:sdtPr>
      <w:sdtContent>
        <w:p w:rsidR="00000000" w:rsidDel="00000000" w:rsidP="00000000" w:rsidRDefault="00000000" w:rsidRPr="00000000" w14:paraId="00000021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7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       (1 – Female</w:t>
                </w:r>
              </w:ins>
            </w:sdtContent>
          </w:sdt>
        </w:p>
      </w:sdtContent>
    </w:sdt>
    <w:sdt>
      <w:sdtPr>
        <w:tag w:val="goog_rdk_90"/>
      </w:sdtPr>
      <w:sdtContent>
        <w:p w:rsidR="00000000" w:rsidDel="00000000" w:rsidP="00000000" w:rsidRDefault="00000000" w:rsidRPr="00000000" w14:paraId="00000022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89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       and 2 – Male)</w:t>
                </w:r>
              </w:ins>
            </w:sdtContent>
          </w:sdt>
        </w:p>
      </w:sdtContent>
    </w:sdt>
    <w:sdt>
      <w:sdtPr>
        <w:tag w:val="goog_rdk_92"/>
      </w:sdtPr>
      <w:sdtContent>
        <w:p w:rsidR="00000000" w:rsidDel="00000000" w:rsidP="00000000" w:rsidRDefault="00000000" w:rsidRPr="00000000" w14:paraId="00000023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1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4"/>
      </w:sdtPr>
      <w:sdtContent>
        <w:p w:rsidR="00000000" w:rsidDel="00000000" w:rsidP="00000000" w:rsidRDefault="00000000" w:rsidRPr="00000000" w14:paraId="00000024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3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3) Breakfast (the olparticipants are shown the following pictures and asked which one of these pictures they associate with the word “breakfast), 1 – cereal option and 2 – donut option</w:t>
                </w:r>
              </w:ins>
            </w:sdtContent>
          </w:sdt>
        </w:p>
      </w:sdtContent>
    </w:sdt>
    <w:sdt>
      <w:sdtPr>
        <w:tag w:val="goog_rdk_96"/>
      </w:sdtPr>
      <w:sdtContent>
        <w:p w:rsidR="00000000" w:rsidDel="00000000" w:rsidP="00000000" w:rsidRDefault="00000000" w:rsidRPr="00000000" w14:paraId="00000025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5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98"/>
      </w:sdtPr>
      <w:sdtContent>
        <w:p w:rsidR="00000000" w:rsidDel="00000000" w:rsidP="00000000" w:rsidRDefault="00000000" w:rsidRPr="00000000" w14:paraId="00000026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7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32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6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24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00"/>
      </w:sdtPr>
      <w:sdtContent>
        <w:p w:rsidR="00000000" w:rsidDel="00000000" w:rsidP="00000000" w:rsidRDefault="00000000" w:rsidRPr="00000000" w14:paraId="00000027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99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02"/>
      </w:sdtPr>
      <w:sdtContent>
        <w:p w:rsidR="00000000" w:rsidDel="00000000" w:rsidP="00000000" w:rsidRDefault="00000000" w:rsidRPr="00000000" w14:paraId="00000028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101"/>
            </w:sdtPr>
            <w:sdtContent>
              <w:ins w:author="Divya Machkure" w:id="4" w:date="2024-04-29T13:13:39Z">
                <w:r w:rsidDel="00000000" w:rsidR="00000000" w:rsidRPr="00000000">
                  <w:rPr>
                    <w:rFonts w:ascii="Times New Roman" w:cs="Times New Roman" w:eastAsia="Times New Roman" w:hAnsi="Times New Roman"/>
                    <w:b w:val="0"/>
                    <w:i w:val="0"/>
                    <w:smallCaps w:val="0"/>
                    <w:strike w:val="0"/>
                    <w:color w:val="24292e"/>
                    <w:sz w:val="24"/>
                    <w:szCs w:val="24"/>
                    <w:u w:val="none"/>
                    <w:shd w:fill="auto" w:val="clear"/>
                    <w:vertAlign w:val="baseline"/>
                  </w:rPr>
                  <w:drawing>
                    <wp:inline distB="0" distT="0" distL="0" distR="0">
                      <wp:extent cx="1809750" cy="1206500"/>
                      <wp:effectExtent b="0" l="0" r="0" t="0"/>
                      <wp:docPr id="40" name="image9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9.png"/>
                              <pic:cNvPicPr preferRelativeResize="0"/>
                            </pic:nvPicPr>
                            <pic:blipFill>
                              <a:blip r:embed="rId8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9750" cy="12065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04"/>
      </w:sdtPr>
      <w:sdtContent>
        <w:p w:rsidR="00000000" w:rsidDel="00000000" w:rsidP="00000000" w:rsidRDefault="00000000" w:rsidRPr="00000000" w14:paraId="00000029">
          <w:pPr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rPr>
              <w:ins w:author="Divya Machkure" w:id="4" w:date="2024-04-29T13:13:39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sdt>
            <w:sdtPr>
              <w:tag w:val="goog_rdk_103"/>
            </w:sdtPr>
            <w:sdtContent>
              <w:ins w:author="Divya Machkure" w:id="4" w:date="2024-04-29T13:13:39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05"/>
        </w:sdtPr>
        <w:sdtContent>
          <w:ins w:author="Divya Machkure" w:id="4" w:date="2024-04-29T13:13:3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–4) calories_chicken -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guessing calories in chicken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cal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106"/>
        </w:sdtPr>
        <w:sdtContent>
          <w:ins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107"/>
        </w:sdtPr>
        <w:sdtContent>
          <w:del w:author="Shivanshu Yadav" w:id="2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2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108"/>
        </w:sdtPr>
        <w:sdtContent>
          <w:ins w:author="Mohit Dubey" w:id="28" w:date="2022-03-22T12:21:02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372973" cy="1270000"/>
                  <wp:effectExtent b="0" l="0" r="0" t="0"/>
                  <wp:wrapNone/>
                  <wp:docPr id="3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973" cy="127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ins>
        </w:sdtContent>
      </w:sdt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10"/>
        </w:sdtPr>
        <w:sdtContent>
          <w:ins w:author="Aarthi Pulivarthi" w:id="29" w:date="2022-04-06T05:30:45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—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12"/>
        </w:sdtPr>
        <w:sdtContent>
          <w:ins w:author="Aarthi Pulivarthi" w:id="30" w:date="2022-04-06T05:31:38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–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4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4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4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4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4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4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113"/>
        </w:sdtPr>
        <w:sdtContent>
          <w:ins w:author="Kashin Shah" w:id="31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4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4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116"/>
      </w:sdtPr>
      <w:sdtContent>
        <w:p w:rsidR="00000000" w:rsidDel="00000000" w:rsidP="00000000" w:rsidRDefault="00000000" w:rsidRPr="00000000" w14:paraId="00000052">
          <w:pPr>
            <w:pageBreakBefore w:val="0"/>
            <w:rPr>
              <w:ins w:author="Yash Wadgave" w:id="32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115"/>
            </w:sdtPr>
            <w:sdtContent>
              <w:ins w:author="Yash Wadgave" w:id="32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21"/>
      </w:sdtPr>
      <w:sdtContent>
        <w:p w:rsidR="00000000" w:rsidDel="00000000" w:rsidP="00000000" w:rsidRDefault="00000000" w:rsidRPr="00000000" w14:paraId="00000053">
          <w:pPr>
            <w:pageBreakBefore w:val="0"/>
            <w:rPr>
              <w:del w:author="Yash Wadgave" w:id="34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118"/>
            </w:sdtPr>
            <w:sdtContent>
              <w:ins w:author="Yash Wadgave" w:id="32" w:date="2021-07-26T07:03:01Z">
                <w:sdt>
                  <w:sdtPr>
                    <w:tag w:val="goog_rdk_119"/>
                  </w:sdtPr>
                  <w:sdtContent>
                    <w:del w:author="Prayushi Doshi" w:id="33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120"/>
            </w:sdtPr>
            <w:sdtContent>
              <w:del w:author="Yash Wadgave" w:id="34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22"/>
        </w:sdtPr>
        <w:sdtContent>
          <w:del w:author="Yash Wadgave" w:id="34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123"/>
        </w:sdtPr>
        <w:sdtContent>
          <w:ins w:author="Prayushi Doshi" w:id="35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F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60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67">
      <w:pPr>
        <w:pageBreakBefore w:val="0"/>
        <w:tabs>
          <w:tab w:val="left" w:leader="none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124"/>
        </w:sdtPr>
        <w:sdtContent>
          <w:ins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125"/>
        </w:sdtPr>
        <w:sdtContent>
          <w:del w:author="Shivanshu Yadav" w:id="36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126"/>
        </w:sdtPr>
        <w:sdtContent>
          <w:del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127"/>
        </w:sdtPr>
        <w:sdtContent>
          <w:ins w:author="Manish Masiwal" w:id="37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3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3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8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8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8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8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8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8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9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A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A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B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B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B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B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B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3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128"/>
        </w:sdtPr>
        <w:sdtContent>
          <w:ins w:author="Tenenz" w:id="38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F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F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F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F6">
      <w:pPr>
        <w:pageBreakBefore w:val="0"/>
        <w:tabs>
          <w:tab w:val="left" w:leader="none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F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F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F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F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F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F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130"/>
      </w:sdtPr>
      <w:sdtContent>
        <w:p w:rsidR="00000000" w:rsidDel="00000000" w:rsidP="00000000" w:rsidRDefault="00000000" w:rsidRPr="00000000" w14:paraId="0000010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leader="none" w:pos="916"/>
              <w:tab w:val="left" w:leader="none" w:pos="1832"/>
              <w:tab w:val="left" w:leader="none" w:pos="2748"/>
              <w:tab w:val="left" w:leader="none" w:pos="3664"/>
              <w:tab w:val="left" w:leader="none" w:pos="4580"/>
              <w:tab w:val="left" w:leader="none" w:pos="5496"/>
              <w:tab w:val="left" w:leader="none" w:pos="6412"/>
              <w:tab w:val="left" w:leader="none" w:pos="7328"/>
              <w:tab w:val="left" w:leader="none" w:pos="8244"/>
              <w:tab w:val="left" w:leader="none" w:pos="9160"/>
              <w:tab w:val="left" w:leader="none" w:pos="10076"/>
              <w:tab w:val="left" w:leader="none" w:pos="10992"/>
              <w:tab w:val="left" w:leader="none" w:pos="11908"/>
              <w:tab w:val="left" w:leader="none" w:pos="12824"/>
              <w:tab w:val="left" w:leader="none" w:pos="13740"/>
              <w:tab w:val="left" w:leader="none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39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129"/>
            </w:sdtPr>
            <w:sdtContent>
              <w:del w:author="Dhanashree Gurav" w:id="39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10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1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2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2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2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131"/>
        </w:sdtPr>
        <w:sdtContent>
          <w:del w:author="Tenenz" w:id="40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132"/>
        </w:sdtPr>
        <w:sdtContent>
          <w:del w:author="Tenenz" w:id="41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4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3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64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133"/>
        </w:sdtPr>
        <w:sdtContent>
          <w:ins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134"/>
        </w:sdtPr>
        <w:sdtContent>
          <w:del w:author="Shivanshu Yadav" w:id="42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135"/>
        </w:sdtPr>
        <w:sdtContent>
          <w:ins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136"/>
        </w:sdtPr>
        <w:sdtContent>
          <w:del w:author="Shivanshu Yadav" w:id="43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137"/>
        </w:sdtPr>
        <w:sdtContent>
          <w:ins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138"/>
        </w:sdtPr>
        <w:sdtContent>
          <w:del w:author="Shivanshu Yadav" w:id="44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139"/>
        </w:sdtPr>
        <w:sdtContent>
          <w:ins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140"/>
        </w:sdtPr>
        <w:sdtContent>
          <w:del w:author="Shivanshu Yadav" w:id="45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141"/>
        </w:sdtPr>
        <w:sdtContent>
          <w:ins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142"/>
        </w:sdtPr>
        <w:sdtContent>
          <w:del w:author="Shivanshu Yadav" w:id="46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8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8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8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8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143"/>
        </w:sdtPr>
        <w:sdtContent>
          <w:ins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144"/>
        </w:sdtPr>
        <w:sdtContent>
          <w:del w:author="Shivanshu Yadav" w:id="47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9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148"/>
      </w:sdtPr>
      <w:sdtContent>
        <w:p w:rsidR="00000000" w:rsidDel="00000000" w:rsidP="00000000" w:rsidRDefault="00000000" w:rsidRPr="00000000" w14:paraId="00000191">
          <w:pPr>
            <w:pageBreakBefore w:val="0"/>
            <w:rPr>
              <w:ins w:author="Yashu Kana" w:id="49" w:date="2022-12-08T16:17:40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60) weight – what is your weight in</w:t>
          </w:r>
          <w:sdt>
            <w:sdtPr>
              <w:tag w:val="goog_rdk_145"/>
            </w:sdtPr>
            <w:sdtContent>
              <w:ins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kgs </w:t>
                </w:r>
              </w:ins>
            </w:sdtContent>
          </w:sdt>
          <w:sdt>
            <w:sdtPr>
              <w:tag w:val="goog_rdk_146"/>
            </w:sdtPr>
            <w:sdtContent>
              <w:del w:author="Yashu Kana" w:id="48" w:date="2022-12-08T16:17:21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 pounds?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147"/>
            </w:sdtPr>
            <w:sdtContent>
              <w:ins w:author="Yashu Kana" w:id="49" w:date="2022-12-08T16:17:40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51"/>
      </w:sdtPr>
      <w:sdtContent>
        <w:p w:rsidR="00000000" w:rsidDel="00000000" w:rsidP="00000000" w:rsidRDefault="00000000" w:rsidRPr="00000000" w14:paraId="00000192">
          <w:pPr>
            <w:pageBreakBefore w:val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50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1-80-100</w:t>
                </w:r>
              </w:ins>
            </w:sdtContent>
          </w:sdt>
        </w:p>
      </w:sdtContent>
    </w:sdt>
    <w:sdt>
      <w:sdtPr>
        <w:tag w:val="goog_rdk_153"/>
      </w:sdtPr>
      <w:sdtContent>
        <w:p w:rsidR="00000000" w:rsidDel="00000000" w:rsidP="00000000" w:rsidRDefault="00000000" w:rsidRPr="00000000" w14:paraId="00000193">
          <w:pPr>
            <w:pageBreakBefore w:val="0"/>
            <w:ind w:firstLine="0"/>
            <w:rPr>
              <w:ins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52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2-60-79</w:t>
                </w:r>
              </w:ins>
            </w:sdtContent>
          </w:sdt>
        </w:p>
      </w:sdtContent>
    </w:sdt>
    <w:sdt>
      <w:sdtPr>
        <w:tag w:val="goog_rdk_156"/>
      </w:sdtPr>
      <w:sdtContent>
        <w:p w:rsidR="00000000" w:rsidDel="00000000" w:rsidP="00000000" w:rsidRDefault="00000000" w:rsidRPr="00000000" w14:paraId="00000194">
          <w:pPr>
            <w:pageBreakBefore w:val="0"/>
            <w:rPr>
              <w:del w:author="Yashu Kana" w:id="50" w:date="2022-12-08T16:16:55Z"/>
              <w:rFonts w:ascii="Times New Roman" w:cs="Times New Roman" w:eastAsia="Times New Roman" w:hAnsi="Times New Roman"/>
            </w:rPr>
          </w:pPr>
          <w:sdt>
            <w:sdtPr>
              <w:tag w:val="goog_rdk_154"/>
            </w:sdtPr>
            <w:sdtContent>
              <w:ins w:author="Yashu Kana" w:id="50" w:date="2022-12-08T16:16:55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3 50-59</w:t>
                </w:r>
              </w:ins>
            </w:sdtContent>
          </w:sdt>
          <w:sdt>
            <w:sdtPr>
              <w:tag w:val="goog_rdk_155"/>
            </w:sdtPr>
            <w:sdtContent>
              <w:del w:author="Yashu Kana" w:id="50" w:date="2022-12-08T16:16:55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19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17" w:type="default"/>
      <w:pgSz w:h="15840" w:w="12240" w:orient="portrait"/>
      <w:pgMar w:bottom="1440" w:top="1440" w:left="1800" w:right="1800" w:header="720" w:footer="720"/>
      <w:pgNumType w:start="1"/>
      <w:sectPrChange w:author="Dev Garg" w:id="0" w:date="2022-08-03T06:35:40Z">
        <w:sectPr w:rsidR="000000" w:rsidDel="000000" w:rsidRPr="000000" w:rsidSect="000000">
          <w:pgMar w:bottom="1440" w:top="1440" w:left="1800" w:right="1800" w:header="720" w:footer="720"/>
          <w:pgNumType w:start="1"/>
          <w:pgSz w:h="15840" w:w="12240" w:orient="portrait"/>
        </w:sectPr>
      </w:sectPrChange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sdt>
    <w:sdtPr>
      <w:tag w:val="goog_rdk_162"/>
    </w:sdtPr>
    <w:sdtContent>
      <w:p w:rsidR="00000000" w:rsidDel="00000000" w:rsidP="00000000" w:rsidRDefault="00000000" w:rsidRPr="00000000" w14:paraId="00000198">
        <w:pPr>
          <w:rPr>
            <w:ins w:author="Dev Garg" w:id="52" w:date="2022-08-03T06:35:40Z"/>
            <w:rFonts w:ascii="Times New Roman" w:cs="Times New Roman" w:eastAsia="Times New Roman" w:hAnsi="Times New Roman"/>
          </w:rPr>
        </w:pPr>
        <w:sdt>
          <w:sdtPr>
            <w:tag w:val="goog_rdk_161"/>
          </w:sdtPr>
          <w:sdtContent>
            <w:ins w:author="Dev Garg" w:id="52" w:date="2022-08-03T06:35:40Z">
              <w:r w:rsidDel="00000000" w:rsidR="00000000" w:rsidRPr="00000000">
                <w:rPr>
                  <w:rtl w:val="0"/>
                </w:rPr>
              </w:r>
            </w:ins>
          </w:sdtContent>
        </w:sdt>
      </w:p>
    </w:sdtContent>
  </w:sdt>
  <w:p w:rsidR="00000000" w:rsidDel="00000000" w:rsidP="00000000" w:rsidRDefault="00000000" w:rsidRPr="00000000" w14:paraId="0000019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Times New Roman" w:cs="Times New Roman" w:eastAsia="Times New Roman" w:hAnsi="Times New Roman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 w:val="1"/>
    <w:unhideWhenUsed w:val="1"/>
    <w:rPr>
      <w:b w:val="1"/>
      <w:bCs w:val="1"/>
    </w:rPr>
  </w:style>
  <w:style w:type="character" w:styleId="CommentSubjectChar" w:customStyle="1">
    <w:name w:val="Comment Subject Char"/>
    <w:basedOn w:val="CommentTextChar"/>
    <w:link w:val="CommentSubject"/>
    <w:uiPriority w:val="99"/>
    <w:semiHidden w:val="1"/>
    <w:rPr>
      <w:b w:val="1"/>
      <w:bCs w:val="1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 w:val="1"/>
    <w:rPr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3" Type="http://schemas.openxmlformats.org/officeDocument/2006/relationships/image" Target="media/image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footer" Target="footer1.xml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8iz5QrpCSbNQFNjOvUYX0aR7PQ==">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